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FF28AA" w:rsidP="686FD067" w:rsidRDefault="65619D4D" w14:paraId="2C078E63" w14:textId="75EB653E">
      <w:pPr>
        <w:pStyle w:val="Heading1"/>
      </w:pPr>
      <w:r>
        <w:t>Papers Please</w:t>
      </w:r>
    </w:p>
    <w:p w:rsidR="3546E33A" w:rsidP="686FD067" w:rsidRDefault="3546E33A" w14:paraId="38861942" w14:textId="38433225">
      <w:r>
        <w:t xml:space="preserve">The user plays an immigration officer for the state of </w:t>
      </w:r>
      <w:proofErr w:type="spellStart"/>
      <w:r>
        <w:t>Arstotzka</w:t>
      </w:r>
      <w:proofErr w:type="spellEnd"/>
      <w:r>
        <w:t xml:space="preserve"> who is re</w:t>
      </w:r>
      <w:r w:rsidR="3F00B1B3">
        <w:t>sponsible for the flow of people entering the state</w:t>
      </w:r>
      <w:r>
        <w:t xml:space="preserve">. </w:t>
      </w:r>
      <w:r w:rsidR="73604004">
        <w:t xml:space="preserve"> The player makes their decision</w:t>
      </w:r>
      <w:r w:rsidR="246279FD">
        <w:t>s</w:t>
      </w:r>
      <w:r w:rsidR="73604004">
        <w:t xml:space="preserve"> based on the documents available to them; these include </w:t>
      </w:r>
      <w:r w:rsidR="71A97C3B">
        <w:t>travel papers</w:t>
      </w:r>
      <w:r w:rsidR="7A734705">
        <w:t xml:space="preserve"> and the Government’s </w:t>
      </w:r>
      <w:bookmarkStart w:name="_Int_Dqatoyhm" w:id="0"/>
      <w:r w:rsidR="7A734705">
        <w:t>inspect</w:t>
      </w:r>
      <w:bookmarkEnd w:id="0"/>
      <w:r w:rsidR="7A734705">
        <w:t xml:space="preserve">, search and fingerprints databases. </w:t>
      </w:r>
      <w:r w:rsidR="4CE8F8BA">
        <w:t xml:space="preserve"> </w:t>
      </w:r>
      <w:r w:rsidR="29191146">
        <w:t>When the player first starts, they only need to check passports</w:t>
      </w:r>
      <w:r w:rsidR="4CE8F8BA">
        <w:t>. However, as the game progresses the playe</w:t>
      </w:r>
      <w:r w:rsidR="7218D7F5">
        <w:t xml:space="preserve">r gains access to </w:t>
      </w:r>
      <w:r w:rsidR="1141D9EA">
        <w:t>more possessions (ID, work permits, jewelry</w:t>
      </w:r>
      <w:r w:rsidR="72AEE9D1">
        <w:t xml:space="preserve"> etc.</w:t>
      </w:r>
      <w:r w:rsidR="1141D9EA">
        <w:t xml:space="preserve">). </w:t>
      </w:r>
      <w:r w:rsidR="6B555131">
        <w:t xml:space="preserve">Moral decisions and dilemmas are presented to the player as they must consider the needs of the vulnerable immigrants they encounter while </w:t>
      </w:r>
      <w:r w:rsidR="458BD7DB">
        <w:t>fulfilling</w:t>
      </w:r>
      <w:r w:rsidR="6B555131">
        <w:t xml:space="preserve"> th</w:t>
      </w:r>
      <w:r w:rsidR="7D56B9F8">
        <w:t xml:space="preserve">e duty they owe their country. </w:t>
      </w:r>
    </w:p>
    <w:p w:rsidR="56BCB9F0" w:rsidP="686FD067" w:rsidRDefault="56BCB9F0" w14:paraId="1CD99BD3" w14:textId="75B51A79">
      <w:pPr>
        <w:pStyle w:val="Heading2"/>
      </w:pPr>
      <w:r>
        <w:t>Mechanics</w:t>
      </w:r>
    </w:p>
    <w:p w:rsidR="48754F34" w:rsidP="686FD067" w:rsidRDefault="48754F34" w14:paraId="1CD0747A" w14:textId="3444ED6F">
      <w:proofErr w:type="gramStart"/>
      <w:r>
        <w:t>Papers</w:t>
      </w:r>
      <w:proofErr w:type="gramEnd"/>
      <w:r>
        <w:t xml:space="preserve"> Please is played on one screen split into 3 sections. The top screen is unplayable and displays the queue of immigrants and </w:t>
      </w:r>
      <w:r w:rsidR="07C05DE5">
        <w:t>the country's borders</w:t>
      </w:r>
      <w:r>
        <w:t>. The bottom left s</w:t>
      </w:r>
      <w:r w:rsidR="1CC527D4">
        <w:t xml:space="preserve">creen allows the player to interact with the traveler in front of the queue. </w:t>
      </w:r>
      <w:r w:rsidR="079CB5D2">
        <w:t xml:space="preserve">Any communications are shown in bubble messages. </w:t>
      </w:r>
      <w:r w:rsidR="1CC527D4">
        <w:t xml:space="preserve">The bottom right screen </w:t>
      </w:r>
      <w:r w:rsidR="203F782C">
        <w:t xml:space="preserve">allows the player to view the documents (or </w:t>
      </w:r>
      <w:r w:rsidR="62A9B623">
        <w:t>possessions</w:t>
      </w:r>
      <w:r w:rsidR="203F782C">
        <w:t xml:space="preserve">) </w:t>
      </w:r>
      <w:bookmarkStart w:name="_Int_GqYcTI0Y" w:id="1"/>
      <w:r w:rsidR="203F782C">
        <w:t>in</w:t>
      </w:r>
      <w:bookmarkEnd w:id="1"/>
      <w:r w:rsidR="203F782C">
        <w:t xml:space="preserve"> hand. This is also where the player, as the immigration officer, stamps approvals or rejections on the </w:t>
      </w:r>
      <w:r w:rsidR="6D4B9FDE">
        <w:t>travelers'</w:t>
      </w:r>
      <w:r w:rsidR="203F782C">
        <w:t xml:space="preserve">’ </w:t>
      </w:r>
      <w:r w:rsidR="204FE02E">
        <w:t>documents</w:t>
      </w:r>
      <w:r w:rsidR="52BE1149">
        <w:t xml:space="preserve">. </w:t>
      </w:r>
    </w:p>
    <w:p w:rsidR="003C42DA" w:rsidP="003C42DA" w:rsidRDefault="0FB55542" w14:paraId="5C0AFAB2" w14:textId="74AF84E5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231E1D5E" wp14:editId="6D83DF07">
                <wp:extent cx="5551484" cy="3268433"/>
                <wp:effectExtent l="57150" t="57150" r="49530" b="65405"/>
                <wp:docPr id="130285112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1484" cy="3268433"/>
                          <a:chOff x="0" y="0"/>
                          <a:chExt cx="5551484" cy="3268433"/>
                        </a:xfrm>
                      </wpg:grpSpPr>
                      <pic:pic xmlns:pic="http://schemas.openxmlformats.org/drawingml/2006/picture">
                        <pic:nvPicPr>
                          <pic:cNvPr id="1160652712" name="Picture 116065271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7271" y="86691"/>
                            <a:ext cx="5429250" cy="30480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8">
                        <w14:nvContentPartPr>
                          <w14:cNvPr id="1368875434" name="Ink 1368875434"/>
                          <w14:cNvContentPartPr/>
                        </w14:nvContentPartPr>
                        <w14:xfrm>
                          <a:off x="180951" y="0"/>
                          <a:ext cx="5370533" cy="1297133"/>
                        </w14:xfrm>
                      </w14:contentPart>
                      <w14:contentPart bwMode="auto" r:id="rId9">
                        <w14:nvContentPartPr>
                          <w14:cNvPr id="5086258" name="Ink 5086258"/>
                          <w14:cNvContentPartPr/>
                        </w14:nvContentPartPr>
                        <w14:xfrm>
                          <a:off x="0" y="1113572"/>
                          <a:ext cx="5536912" cy="215486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/>
        </mc:AlternateContent>
      </w:r>
      <w:del w:author="Microsoft Word" w:date="2025-01-26T19:08:00Z" w16du:dateUtc="2025-01-26T19:08:00Z" w:id="2">
        <w:r w:rsidRPr="1B80A5BB">
          <w:rPr>
            <w:rStyle w:val="EndnoteReference"/>
          </w:rPr>
          <w:endnoteReference w:id="2"/>
        </w:r>
      </w:del>
    </w:p>
    <w:p w:rsidR="003C42DA" w:rsidP="003C42DA" w:rsidRDefault="003C42DA" w14:paraId="77A82944" w14:textId="361781B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47C0">
        <w:rPr>
          <w:noProof/>
        </w:rPr>
        <w:t>1</w:t>
      </w:r>
      <w:r>
        <w:fldChar w:fldCharType="end"/>
      </w:r>
      <w:r>
        <w:rPr>
          <w:lang w:val="en-GB"/>
        </w:rPr>
        <w:t xml:space="preserve"> Basic POV showing the 3 sections of the screen</w:t>
      </w:r>
    </w:p>
    <w:p w:rsidR="5CA0F0EE" w:rsidP="686FD067" w:rsidRDefault="5CA0F0EE" w14:paraId="3E22EE9F" w14:textId="0FB9136A">
      <w:pPr>
        <w:pStyle w:val="Heading2"/>
      </w:pPr>
      <w:r w:rsidR="5CA0F0EE">
        <w:rPr/>
        <w:t>Art</w:t>
      </w:r>
      <w:r w:rsidR="639C7B1C">
        <w:rPr/>
        <w:t xml:space="preserve"> and graphics</w:t>
      </w:r>
    </w:p>
    <w:p w:rsidR="639C7B1C" w:rsidRDefault="639C7B1C" w14:paraId="0A754CCA" w14:textId="098B8931">
      <w:r w:rsidR="639C7B1C">
        <w:rPr/>
        <w:t>Papers</w:t>
      </w:r>
      <w:r w:rsidR="639C7B1C">
        <w:rPr/>
        <w:t xml:space="preserve"> Please feature pixel art and a limited palette of colors overall. </w:t>
      </w:r>
      <w:r w:rsidR="2AF16C48">
        <w:rPr/>
        <w:t xml:space="preserve">This should be easier to draw and animate (hopefully). The game’s developer has some YouTube videos where they show the process of </w:t>
      </w:r>
      <w:r w:rsidR="29C527E6">
        <w:rPr/>
        <w:t>drawing</w:t>
      </w:r>
      <w:r w:rsidR="2AF16C48">
        <w:rPr/>
        <w:t xml:space="preserve"> their characters.</w:t>
      </w:r>
      <w:r w:rsidR="5FFA63AD">
        <w:rPr/>
        <w:t xml:space="preserve"> </w:t>
      </w:r>
      <w:r w:rsidR="652A320A">
        <w:rPr/>
        <w:t xml:space="preserve">See </w:t>
      </w:r>
      <w:hyperlink r:id="R9d0c8ecc2d004c1a">
        <w:r w:rsidRPr="05642BE6" w:rsidR="193F8B50">
          <w:rPr>
            <w:rStyle w:val="Hyperlink"/>
          </w:rPr>
          <w:t>Please: Drawing Faces</w:t>
        </w:r>
      </w:hyperlink>
      <w:r w:rsidR="488F816F">
        <w:rPr/>
        <w:t>.</w:t>
      </w:r>
    </w:p>
    <w:p w:rsidR="05642BE6" w:rsidRDefault="05642BE6" w14:paraId="1B7C3A3A" w14:textId="55F63A93"/>
    <w:p w:rsidR="424C197D" w:rsidP="686FD067" w:rsidRDefault="424C197D" w14:paraId="055D68F7" w14:textId="6D03990B">
      <w:pPr>
        <w:pStyle w:val="Heading2"/>
      </w:pPr>
      <w:r>
        <w:t>Twist</w:t>
      </w:r>
    </w:p>
    <w:p w:rsidR="424C197D" w:rsidP="686FD067" w:rsidRDefault="424C197D" w14:paraId="6E9BBDF1" w14:textId="71F84E3D">
      <w:r>
        <w:t xml:space="preserve">The user plays a university student in Bristol who is responsible for passing their </w:t>
      </w:r>
      <w:r w:rsidR="7F32C98A">
        <w:t>degree</w:t>
      </w:r>
      <w:r>
        <w:t xml:space="preserve">. </w:t>
      </w:r>
      <w:r w:rsidR="634D1C58">
        <w:t xml:space="preserve">To pass each module, the player must face their lecturer in a battle. </w:t>
      </w:r>
      <w:r w:rsidR="251EBB92">
        <w:t xml:space="preserve">The battles become more challenging as the game </w:t>
      </w:r>
      <w:r w:rsidR="5F0C6F74">
        <w:t xml:space="preserve">progresses, and as the player gets closer to graduating their degree. </w:t>
      </w:r>
      <w:r w:rsidR="0FA80D55">
        <w:t xml:space="preserve">Between the battles, the player must make difficult </w:t>
      </w:r>
      <w:r w:rsidR="408AB687">
        <w:t xml:space="preserve">choices which include going out to the club or pulling an all-nighter for an assignment. These decisions affect the player’s health in </w:t>
      </w:r>
      <w:r w:rsidR="3684D048">
        <w:t xml:space="preserve">the subsequent battle. </w:t>
      </w:r>
    </w:p>
    <w:p w:rsidR="773D4A88" w:rsidP="30B67E03" w:rsidRDefault="773D4A88" w14:paraId="7209EFE2" w14:textId="54717AF0">
      <w:r w:rsidR="773D4A88">
        <w:rPr/>
        <w:t xml:space="preserve">We adopt the graphics and mechanics of Papers Please, making use of the top unplayable section on the screen. The top screen can be where the player engages in </w:t>
      </w:r>
      <w:r w:rsidR="47953035">
        <w:rPr/>
        <w:t xml:space="preserve">the battles. The bottom left screen allows for interactions with fellow university students, </w:t>
      </w:r>
      <w:r w:rsidR="47953035">
        <w:rPr/>
        <w:t>TA’s</w:t>
      </w:r>
      <w:r w:rsidR="47953035">
        <w:rPr/>
        <w:t xml:space="preserve"> and lecturers. These interactions are important for </w:t>
      </w:r>
      <w:r w:rsidR="3A607E8E">
        <w:rPr/>
        <w:t>instructions</w:t>
      </w:r>
      <w:r w:rsidR="47953035">
        <w:rPr/>
        <w:t xml:space="preserve"> and storytelling. The bottom </w:t>
      </w:r>
      <w:r w:rsidR="4F1CA69F">
        <w:rPr/>
        <w:t xml:space="preserve">right </w:t>
      </w:r>
      <w:r w:rsidR="2AD0113B">
        <w:rPr/>
        <w:t xml:space="preserve">screen </w:t>
      </w:r>
      <w:r w:rsidR="2DEA7D13">
        <w:rPr/>
        <w:t xml:space="preserve">is where the player is allowed to make decisions that a typical university student makes daily. These include social and academic </w:t>
      </w:r>
      <w:r w:rsidR="65DF8CFA">
        <w:rPr/>
        <w:t>sacrifices</w:t>
      </w:r>
      <w:r w:rsidR="2DEA7D13">
        <w:rPr/>
        <w:t>. Th</w:t>
      </w:r>
      <w:r w:rsidR="01FAF662">
        <w:rPr/>
        <w:t xml:space="preserve">is aspect of the game is merely for filling the gaps between the levels and </w:t>
      </w:r>
      <w:r w:rsidR="32FBF3A0">
        <w:rPr/>
        <w:t>gauging attention. An interesting idea to implement</w:t>
      </w:r>
      <w:r w:rsidR="0B525CAB">
        <w:rPr/>
        <w:t xml:space="preserve"> is</w:t>
      </w:r>
      <w:r w:rsidR="32FBF3A0">
        <w:rPr/>
        <w:t xml:space="preserve"> letting these decisions affect the abilities of the players at the next level.</w:t>
      </w:r>
      <w:r w:rsidR="2D2F9BB7">
        <w:rPr/>
        <w:t xml:space="preserve"> (This could be compared to </w:t>
      </w:r>
      <w:r w:rsidR="1AF00F7B">
        <w:rPr/>
        <w:t>situations</w:t>
      </w:r>
      <w:r w:rsidR="2D2F9BB7">
        <w:rPr/>
        <w:t xml:space="preserve"> in Papers Please e.g.,</w:t>
      </w:r>
      <w:r w:rsidR="3A065DA0">
        <w:rPr/>
        <w:t xml:space="preserve"> bribery</w:t>
      </w:r>
      <w:r w:rsidR="22B7A82D">
        <w:rPr/>
        <w:t>,</w:t>
      </w:r>
      <w:r w:rsidR="3A065DA0">
        <w:rPr/>
        <w:t xml:space="preserve"> which </w:t>
      </w:r>
      <w:bookmarkStart w:name="_Int_BsET91yi" w:id="1710511059"/>
      <w:r w:rsidR="3A065DA0">
        <w:rPr/>
        <w:t>affect</w:t>
      </w:r>
      <w:bookmarkEnd w:id="1710511059"/>
      <w:r w:rsidR="3A065DA0">
        <w:rPr/>
        <w:t xml:space="preserve"> the storyline based on the player’s decision).</w:t>
      </w:r>
    </w:p>
    <w:p w:rsidR="006D47C0" w:rsidP="006D47C0" w:rsidRDefault="6F6AE452" w14:paraId="420BD6DA" w14:textId="77777777">
      <w:pPr>
        <w:keepNext/>
      </w:pPr>
      <w:r>
        <w:rPr>
          <w:noProof/>
        </w:rPr>
        <w:drawing>
          <wp:inline distT="0" distB="0" distL="0" distR="0" wp14:anchorId="7E8111F1" wp14:editId="5AB4B484">
            <wp:extent cx="5197948" cy="3773510"/>
            <wp:effectExtent l="0" t="0" r="0" b="0"/>
            <wp:docPr id="943281013" name="Picture 94328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948" cy="37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67E03" w:rsidP="006D47C0" w:rsidRDefault="006D47C0" w14:paraId="624A381D" w14:noSpellErr="1" w14:textId="38E2539A">
      <w:pPr>
        <w:pStyle w:val="Caption"/>
      </w:pPr>
      <w:r w:rsidR="006D47C0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422E6759" w:rsidR="006D47C0">
        <w:rPr>
          <w:noProof/>
        </w:rPr>
        <w:t>2</w:t>
      </w:r>
      <w:r>
        <w:fldChar w:fldCharType="end"/>
      </w:r>
      <w:r w:rsidRPr="422E6759" w:rsidR="006D47C0">
        <w:rPr>
          <w:lang w:val="en-GB"/>
        </w:rPr>
        <w:t xml:space="preserve"> concept for screen view</w:t>
      </w:r>
    </w:p>
    <w:p w:rsidR="3A881F94" w:rsidP="422E6759" w:rsidRDefault="3A881F94" w14:paraId="4B40BC28" w14:textId="79534BB7">
      <w:pPr>
        <w:pStyle w:val="Heading2"/>
      </w:pPr>
      <w:r w:rsidR="3A881F94">
        <w:rPr/>
        <w:t>Levels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422E6759" w:rsidTr="422E6759" w14:paraId="631CC0B1">
        <w:trPr>
          <w:trHeight w:val="300"/>
        </w:trPr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7BC465C7" w14:textId="4E107778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 xml:space="preserve">Name 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57C95B6C" w14:textId="68EC8397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 xml:space="preserve">Power 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4DE6B141" w14:textId="331502EC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Attributes</w:t>
            </w:r>
          </w:p>
        </w:tc>
      </w:tr>
      <w:tr w:rsidR="422E6759" w:rsidTr="422E6759" w14:paraId="42577167">
        <w:trPr>
          <w:trHeight w:val="300"/>
        </w:trPr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3E9A48DD" w14:textId="6C4FA414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Noel Cowbell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53910482" w14:textId="5FD2C8F0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Throws verbal abuse at you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79F09235" w14:textId="1B9D9DBD">
            <w:pPr>
              <w:pStyle w:val="ListParagraph"/>
              <w:numPr>
                <w:ilvl w:val="0"/>
                <w:numId w:val="2"/>
              </w:num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Has an army of cow minions</w:t>
            </w:r>
          </w:p>
          <w:p w:rsidR="422E6759" w:rsidP="422E6759" w:rsidRDefault="422E6759" w14:paraId="38A9439B" w14:textId="71B01431">
            <w:pPr>
              <w:pStyle w:val="ListParagraph"/>
              <w:numPr>
                <w:ilvl w:val="0"/>
                <w:numId w:val="2"/>
              </w:num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Wears a cardigan</w:t>
            </w:r>
          </w:p>
        </w:tc>
      </w:tr>
      <w:tr w:rsidR="422E6759" w:rsidTr="422E6759" w14:paraId="3564C45E">
        <w:trPr>
          <w:trHeight w:val="300"/>
        </w:trPr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2E314CBC" w14:textId="5A56503F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Johnny Meowskas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0043538A" w14:textId="54F82C01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Programs robots to attack you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5CD1AB92" w14:textId="4897A04A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</w:p>
        </w:tc>
      </w:tr>
      <w:tr w:rsidR="422E6759" w:rsidTr="422E6759" w14:paraId="22E246AE">
        <w:trPr>
          <w:trHeight w:val="300"/>
        </w:trPr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5602048D" w14:textId="06027545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Jo Halibot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24E68156" w14:textId="142977F6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Charges at you to attack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76D1D7B2" w14:textId="7AA259D7">
            <w:pPr>
              <w:pStyle w:val="ListParagraph"/>
              <w:numPr>
                <w:ilvl w:val="0"/>
                <w:numId w:val="3"/>
              </w:num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Wears a Hawaiian shirt</w:t>
            </w:r>
          </w:p>
          <w:p w:rsidR="422E6759" w:rsidP="422E6759" w:rsidRDefault="422E6759" w14:paraId="0BC121D9" w14:textId="0344C23A">
            <w:pPr>
              <w:pStyle w:val="ListParagraph"/>
              <w:numPr>
                <w:ilvl w:val="0"/>
                <w:numId w:val="3"/>
              </w:num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Tells you to use Linux</w:t>
            </w:r>
          </w:p>
        </w:tc>
      </w:tr>
      <w:tr w:rsidR="422E6759" w:rsidTr="422E6759" w14:paraId="1F74A469">
        <w:trPr>
          <w:trHeight w:val="300"/>
        </w:trPr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7528EE92" w14:textId="39018B74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The U1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734261B1" w14:textId="3F60B579">
            <w:p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You must catch the bus. Beware of the infamous Bristol delays.</w:t>
            </w:r>
          </w:p>
        </w:tc>
        <w:tc>
          <w:tcPr>
            <w:tcW w:w="3120" w:type="dxa"/>
            <w:tcMar>
              <w:left w:w="105" w:type="dxa"/>
              <w:right w:w="105" w:type="dxa"/>
            </w:tcMar>
            <w:vAlign w:val="center"/>
          </w:tcPr>
          <w:p w:rsidR="422E6759" w:rsidP="422E6759" w:rsidRDefault="422E6759" w14:paraId="34601B41" w14:textId="2A0960FF">
            <w:pPr>
              <w:pStyle w:val="ListParagraph"/>
              <w:numPr>
                <w:ilvl w:val="0"/>
                <w:numId w:val="4"/>
              </w:numPr>
              <w:rPr>
                <w:rFonts w:ascii="Aptos" w:hAnsi="Aptos" w:eastAsia="Aptos" w:cs="Aptos"/>
                <w:sz w:val="24"/>
                <w:szCs w:val="24"/>
                <w:lang w:val="en-US"/>
              </w:rPr>
            </w:pPr>
            <w:r w:rsidRPr="422E6759" w:rsidR="422E6759">
              <w:rPr>
                <w:rFonts w:ascii="Aptos" w:hAnsi="Aptos" w:eastAsia="Aptos" w:cs="Aptos"/>
                <w:sz w:val="24"/>
                <w:szCs w:val="24"/>
                <w:lang w:val="en-US"/>
              </w:rPr>
              <w:t>Drives away from you</w:t>
            </w:r>
          </w:p>
        </w:tc>
      </w:tr>
    </w:tbl>
    <w:p w:rsidR="422E6759" w:rsidP="422E6759" w:rsidRDefault="422E6759" w14:paraId="51E15F1E" w14:textId="755B3578">
      <w:pPr>
        <w:pStyle w:val="Normal"/>
      </w:pPr>
    </w:p>
    <w:p w:rsidR="1C3F6222" w:rsidP="422E6759" w:rsidRDefault="1C3F6222" w14:paraId="17C309C6" w14:textId="605CC430">
      <w:pPr>
        <w:pStyle w:val="Heading2"/>
      </w:pPr>
      <w:r w:rsidR="1C3F6222">
        <w:rPr/>
        <w:t>Characters</w:t>
      </w:r>
    </w:p>
    <w:p w:rsidR="422E6759" w:rsidP="05642BE6" w:rsidRDefault="422E6759" w14:paraId="5CA78D4F" w14:textId="04C924CC">
      <w:pPr>
        <w:pStyle w:val="ListParagraph"/>
        <w:numPr>
          <w:ilvl w:val="0"/>
          <w:numId w:val="5"/>
        </w:numPr>
        <w:rPr/>
      </w:pPr>
      <w:r w:rsidR="1C3F6222">
        <w:rPr/>
        <w:t xml:space="preserve">TA’s (they help with instructions, </w:t>
      </w:r>
      <w:r w:rsidR="1C3F6222">
        <w:rPr/>
        <w:t>tips</w:t>
      </w:r>
      <w:r w:rsidR="1C3F6222">
        <w:rPr/>
        <w:t xml:space="preserve"> and hints)</w:t>
      </w:r>
    </w:p>
    <w:p w:rsidR="1C3F6222" w:rsidP="05642BE6" w:rsidRDefault="1C3F6222" w14:paraId="4FE84C08" w14:textId="366E75A6">
      <w:pPr>
        <w:pStyle w:val="ListParagraph"/>
        <w:numPr>
          <w:ilvl w:val="0"/>
          <w:numId w:val="5"/>
        </w:numPr>
        <w:rPr/>
      </w:pPr>
      <w:r w:rsidR="1C3F6222">
        <w:rPr/>
        <w:t>ALT girl/guy: Wolfe Kutt and Lana Deth</w:t>
      </w:r>
    </w:p>
    <w:p w:rsidR="1C3F6222" w:rsidP="05642BE6" w:rsidRDefault="1C3F6222" w14:paraId="2E13CE8E" w14:textId="139A7969">
      <w:pPr>
        <w:pStyle w:val="ListParagraph"/>
        <w:numPr>
          <w:ilvl w:val="0"/>
          <w:numId w:val="5"/>
        </w:numPr>
        <w:rPr/>
      </w:pPr>
      <w:r w:rsidR="1C3F6222">
        <w:rPr/>
        <w:t xml:space="preserve">Rugby lad/ hockey girl: Jack </w:t>
      </w:r>
      <w:r w:rsidR="1C3F6222">
        <w:rPr/>
        <w:t>Letackle</w:t>
      </w:r>
      <w:r w:rsidR="1C3F6222">
        <w:rPr/>
        <w:t xml:space="preserve"> and Maverick Mulleston</w:t>
      </w:r>
    </w:p>
    <w:p w:rsidR="1C3F6222" w:rsidP="05642BE6" w:rsidRDefault="1C3F6222" w14:paraId="34683EC6" w14:textId="4E7125EC">
      <w:pPr>
        <w:pStyle w:val="ListParagraph"/>
        <w:numPr>
          <w:ilvl w:val="0"/>
          <w:numId w:val="5"/>
        </w:numPr>
        <w:rPr/>
      </w:pPr>
      <w:r w:rsidR="1C3F6222">
        <w:rPr/>
        <w:t>Nitty: Spud</w:t>
      </w:r>
    </w:p>
    <w:p w:rsidR="1C3F6222" w:rsidP="05642BE6" w:rsidRDefault="1C3F6222" w14:paraId="7C217041" w14:textId="7C6BCAD8">
      <w:pPr>
        <w:pStyle w:val="ListParagraph"/>
        <w:numPr>
          <w:ilvl w:val="0"/>
          <w:numId w:val="5"/>
        </w:numPr>
        <w:rPr/>
      </w:pPr>
      <w:r w:rsidR="1C3F6222">
        <w:rPr/>
        <w:t>Neek</w:t>
      </w:r>
    </w:p>
    <w:p w:rsidR="1C3F6222" w:rsidP="05642BE6" w:rsidRDefault="1C3F6222" w14:paraId="21FB9AAC" w14:textId="074568C7">
      <w:pPr>
        <w:pStyle w:val="ListParagraph"/>
        <w:numPr>
          <w:ilvl w:val="0"/>
          <w:numId w:val="5"/>
        </w:numPr>
        <w:rPr/>
      </w:pPr>
      <w:r w:rsidR="1C3F6222">
        <w:rPr/>
        <w:t>Failing DJ: Sir Doesn't Mix-a-Lot</w:t>
      </w:r>
    </w:p>
    <w:p w:rsidR="1C3F6222" w:rsidP="05642BE6" w:rsidRDefault="1C3F6222" w14:paraId="20123987" w14:textId="4FD08FF9">
      <w:pPr>
        <w:pStyle w:val="ListParagraph"/>
        <w:numPr>
          <w:ilvl w:val="0"/>
          <w:numId w:val="5"/>
        </w:numPr>
        <w:rPr/>
      </w:pPr>
      <w:r w:rsidR="1C3F6222">
        <w:rPr/>
        <w:t>Trust fund kid: Rufus Henry Cuthbert-Smythe</w:t>
      </w:r>
    </w:p>
    <w:p w:rsidR="777CF1F4" w:rsidP="6F835E1B" w:rsidRDefault="777CF1F4" w14:paraId="62E5A34D" w14:textId="02ABD370">
      <w:pPr>
        <w:pStyle w:val="Heading2"/>
      </w:pPr>
      <w:r w:rsidR="777CF1F4">
        <w:rPr/>
        <w:t>Concept ideas</w:t>
      </w:r>
    </w:p>
    <w:p w:rsidR="777CF1F4" w:rsidP="6F835E1B" w:rsidRDefault="777CF1F4" w14:paraId="57665374" w14:textId="1D6AE7A6">
      <w:pPr>
        <w:pStyle w:val="Normal"/>
      </w:pPr>
      <w:r w:rsidR="777CF1F4">
        <w:drawing>
          <wp:inline wp14:editId="55303866" wp14:anchorId="2ED78C60">
            <wp:extent cx="3503098" cy="4650922"/>
            <wp:effectExtent l="0" t="0" r="0" b="0"/>
            <wp:docPr id="704417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f109c61fe4d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098" cy="46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CF1F4">
        <w:drawing>
          <wp:inline wp14:editId="630D69E0" wp14:anchorId="2A91DD39">
            <wp:extent cx="4476750" cy="5943600"/>
            <wp:effectExtent l="0" t="0" r="0" b="0"/>
            <wp:docPr id="1947629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4d6a4c85b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7CF1F4">
        <w:drawing>
          <wp:inline wp14:editId="190C45A1" wp14:anchorId="585F9478">
            <wp:extent cx="4476750" cy="5943600"/>
            <wp:effectExtent l="0" t="0" r="0" b="0"/>
            <wp:docPr id="403820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98c716420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C197D" w:rsidP="686FD067" w:rsidRDefault="424C197D" w14:paraId="3C4AC3A6" w14:textId="58B76F41">
      <w:pPr>
        <w:pStyle w:val="Heading2"/>
      </w:pPr>
      <w:r>
        <w:t>Additional inspiration</w:t>
      </w:r>
    </w:p>
    <w:p w:rsidR="424C197D" w:rsidP="686FD067" w:rsidRDefault="424C197D" w14:paraId="6AF7C641" w14:textId="4C37F3DF">
      <w:pPr>
        <w:pStyle w:val="ListParagraph"/>
        <w:numPr>
          <w:ilvl w:val="0"/>
          <w:numId w:val="1"/>
        </w:numPr>
      </w:pPr>
      <w:r>
        <w:t>The Sims</w:t>
      </w:r>
    </w:p>
    <w:p w:rsidR="424C197D" w:rsidP="686FD067" w:rsidRDefault="424C197D" w14:paraId="60668D4D" w14:textId="7CD608A4">
      <w:pPr>
        <w:pStyle w:val="ListParagraph"/>
        <w:numPr>
          <w:ilvl w:val="0"/>
          <w:numId w:val="1"/>
        </w:numPr>
      </w:pPr>
      <w:proofErr w:type="spellStart"/>
      <w:r>
        <w:t>Bitlife</w:t>
      </w:r>
      <w:proofErr w:type="spellEnd"/>
    </w:p>
    <w:sectPr w:rsidR="424C197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877E8" w:rsidRDefault="00D877E8" w14:paraId="216D242B" w14:textId="77777777">
      <w:pPr>
        <w:spacing w:after="0" w:line="240" w:lineRule="auto"/>
      </w:pPr>
      <w:r>
        <w:separator/>
      </w:r>
    </w:p>
  </w:endnote>
  <w:endnote w:type="continuationSeparator" w:id="0">
    <w:p w:rsidR="00D877E8" w:rsidRDefault="00D877E8" w14:paraId="793529D1" w14:textId="77777777">
      <w:pPr>
        <w:spacing w:after="0" w:line="240" w:lineRule="auto"/>
      </w:pPr>
      <w:r>
        <w:continuationSeparator/>
      </w:r>
    </w:p>
  </w:endnote>
  <w:endnote w:type="continuationNotice" w:id="1">
    <w:p w:rsidR="00D877E8" w:rsidRDefault="00D877E8" w14:paraId="0E234CB5" w14:textId="77777777">
      <w:pPr>
        <w:spacing w:after="0" w:line="240" w:lineRule="auto"/>
      </w:pPr>
    </w:p>
  </w:endnote>
  <w:endnote w:id="2">
    <w:p w:rsidR="1B80A5BB" w:rsidP="1B80A5BB" w:rsidRDefault="1B80A5BB" w14:paraId="1D17292A" w14:textId="4C34D090">
      <w:pPr>
        <w:pStyle w:val="EndnoteText"/>
      </w:pPr>
      <w:del w:author="May Daoud" w:date="2025-01-26T19:08:00Z" w16du:dateUtc="2025-01-26T19:08:00Z" w:id="3">
        <w:r w:rsidRPr="1B80A5BB">
          <w:rPr>
            <w:rStyle w:val="EndnoteReference"/>
          </w:rPr>
          <w:endnoteRef/>
        </w:r>
        <w:r>
          <w:delText xml:space="preserve"> </w:delText>
        </w:r>
      </w:del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877E8" w:rsidRDefault="00D877E8" w14:paraId="459A060B" w14:textId="77777777">
      <w:pPr>
        <w:spacing w:after="0" w:line="240" w:lineRule="auto"/>
      </w:pPr>
      <w:r>
        <w:separator/>
      </w:r>
    </w:p>
  </w:footnote>
  <w:footnote w:type="continuationSeparator" w:id="0">
    <w:p w:rsidR="00D877E8" w:rsidRDefault="00D877E8" w14:paraId="6E512945" w14:textId="77777777">
      <w:pPr>
        <w:spacing w:after="0" w:line="240" w:lineRule="auto"/>
      </w:pPr>
      <w:r>
        <w:continuationSeparator/>
      </w:r>
    </w:p>
  </w:footnote>
  <w:footnote w:type="continuationNotice" w:id="1">
    <w:p w:rsidR="00D877E8" w:rsidRDefault="00D877E8" w14:paraId="09FE2EDE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f79dQpGJYelPY" int2:id="JGhd2n5x">
      <int2:state int2:type="AugLoop_Text_Critique" int2:value="Rejected"/>
    </int2:textHash>
    <int2:bookmark int2:bookmarkName="_Int_BsET91yi" int2:invalidationBookmarkName="" int2:hashCode="XBuQGLGjOtk+De" int2:id="5XEBK6U4">
      <int2:state int2:type="AugLoop_Text_Critique" int2:value="Rejected"/>
    </int2:bookmark>
    <int2:bookmark int2:bookmarkName="_Int_GqYcTI0Y" int2:invalidationBookmarkName="" int2:hashCode="rxDvIN2QYLvurQ" int2:id="LV8AEziO">
      <int2:state int2:type="AugLoop_Text_Critique" int2:value="Rejected"/>
    </int2:bookmark>
    <int2:bookmark int2:bookmarkName="_Int_Dqatoyhm" int2:invalidationBookmarkName="" int2:hashCode="oaKuGPoVOlKgUX" int2:id="W3GvHu8a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4">
    <w:nsid w:val="65c3c6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b2ff7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ec761d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abe707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3B5843F8"/>
    <w:multiLevelType w:val="hybridMultilevel"/>
    <w:tmpl w:val="B40E0336"/>
    <w:lvl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 w16cid:durableId="595479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404C55"/>
    <w:rsid w:val="00056AB3"/>
    <w:rsid w:val="00084001"/>
    <w:rsid w:val="001A0A1F"/>
    <w:rsid w:val="002A66D3"/>
    <w:rsid w:val="003961DC"/>
    <w:rsid w:val="003C42DA"/>
    <w:rsid w:val="003F5D64"/>
    <w:rsid w:val="00437E97"/>
    <w:rsid w:val="006D47C0"/>
    <w:rsid w:val="00807F2E"/>
    <w:rsid w:val="009409C7"/>
    <w:rsid w:val="009A0638"/>
    <w:rsid w:val="009A4499"/>
    <w:rsid w:val="00A82A26"/>
    <w:rsid w:val="00B044BC"/>
    <w:rsid w:val="00B3404D"/>
    <w:rsid w:val="00B61124"/>
    <w:rsid w:val="00BE4FBB"/>
    <w:rsid w:val="00BF6C27"/>
    <w:rsid w:val="00C06F0F"/>
    <w:rsid w:val="00C76D8C"/>
    <w:rsid w:val="00D76D74"/>
    <w:rsid w:val="00D877E8"/>
    <w:rsid w:val="00DA6660"/>
    <w:rsid w:val="00FC421B"/>
    <w:rsid w:val="00FF28AA"/>
    <w:rsid w:val="0183758A"/>
    <w:rsid w:val="01FAF662"/>
    <w:rsid w:val="04932F8D"/>
    <w:rsid w:val="04D9F438"/>
    <w:rsid w:val="05642BE6"/>
    <w:rsid w:val="06702280"/>
    <w:rsid w:val="06B7B0AF"/>
    <w:rsid w:val="079CB5D2"/>
    <w:rsid w:val="07C05DE5"/>
    <w:rsid w:val="099E6715"/>
    <w:rsid w:val="0B525CAB"/>
    <w:rsid w:val="0CC2B1B8"/>
    <w:rsid w:val="0D1231AC"/>
    <w:rsid w:val="0D6F4A17"/>
    <w:rsid w:val="0E86588B"/>
    <w:rsid w:val="0FA80D55"/>
    <w:rsid w:val="0FB55542"/>
    <w:rsid w:val="11309A25"/>
    <w:rsid w:val="1141D9EA"/>
    <w:rsid w:val="1322076E"/>
    <w:rsid w:val="175D77DB"/>
    <w:rsid w:val="183D6F3A"/>
    <w:rsid w:val="19268B40"/>
    <w:rsid w:val="1934F76C"/>
    <w:rsid w:val="193F8B50"/>
    <w:rsid w:val="19576F00"/>
    <w:rsid w:val="19A68C79"/>
    <w:rsid w:val="1AF00F7B"/>
    <w:rsid w:val="1B39AEF9"/>
    <w:rsid w:val="1B80A5BB"/>
    <w:rsid w:val="1BBF8102"/>
    <w:rsid w:val="1C3F6222"/>
    <w:rsid w:val="1CC527D4"/>
    <w:rsid w:val="1E312E5E"/>
    <w:rsid w:val="1F1567B8"/>
    <w:rsid w:val="203F782C"/>
    <w:rsid w:val="204FE02E"/>
    <w:rsid w:val="214204FF"/>
    <w:rsid w:val="21427F3A"/>
    <w:rsid w:val="21BC0B61"/>
    <w:rsid w:val="21D0EF1E"/>
    <w:rsid w:val="22313E4D"/>
    <w:rsid w:val="22B7A82D"/>
    <w:rsid w:val="246279FD"/>
    <w:rsid w:val="251EBB92"/>
    <w:rsid w:val="2525EF84"/>
    <w:rsid w:val="25EA5164"/>
    <w:rsid w:val="2867EBC3"/>
    <w:rsid w:val="28EB60FE"/>
    <w:rsid w:val="29191146"/>
    <w:rsid w:val="29C527E6"/>
    <w:rsid w:val="29E7AF30"/>
    <w:rsid w:val="2A12120C"/>
    <w:rsid w:val="2A2DD3B0"/>
    <w:rsid w:val="2A45BF52"/>
    <w:rsid w:val="2AD0113B"/>
    <w:rsid w:val="2AF16C48"/>
    <w:rsid w:val="2C6C502F"/>
    <w:rsid w:val="2D2F9BB7"/>
    <w:rsid w:val="2D49F3F9"/>
    <w:rsid w:val="2DEA7D13"/>
    <w:rsid w:val="2F173F97"/>
    <w:rsid w:val="2F3D1973"/>
    <w:rsid w:val="30672876"/>
    <w:rsid w:val="3097B076"/>
    <w:rsid w:val="30B67E03"/>
    <w:rsid w:val="314D726D"/>
    <w:rsid w:val="326E212E"/>
    <w:rsid w:val="32B35490"/>
    <w:rsid w:val="32FBF3A0"/>
    <w:rsid w:val="33065DFF"/>
    <w:rsid w:val="33AC25C2"/>
    <w:rsid w:val="349724D3"/>
    <w:rsid w:val="34E5018D"/>
    <w:rsid w:val="3546E33A"/>
    <w:rsid w:val="357FC734"/>
    <w:rsid w:val="36802568"/>
    <w:rsid w:val="3684D048"/>
    <w:rsid w:val="37D2F886"/>
    <w:rsid w:val="37DF5FB9"/>
    <w:rsid w:val="3A065DA0"/>
    <w:rsid w:val="3A563A78"/>
    <w:rsid w:val="3A607E8E"/>
    <w:rsid w:val="3A881F94"/>
    <w:rsid w:val="3B4BCECA"/>
    <w:rsid w:val="3CB7E836"/>
    <w:rsid w:val="3D4619BC"/>
    <w:rsid w:val="3EF59A83"/>
    <w:rsid w:val="3F00B1B3"/>
    <w:rsid w:val="400399A3"/>
    <w:rsid w:val="403E6E59"/>
    <w:rsid w:val="408AB687"/>
    <w:rsid w:val="4111F772"/>
    <w:rsid w:val="414EFC40"/>
    <w:rsid w:val="422E6759"/>
    <w:rsid w:val="424C197D"/>
    <w:rsid w:val="4264974B"/>
    <w:rsid w:val="42788A19"/>
    <w:rsid w:val="436EABBE"/>
    <w:rsid w:val="439A8E2B"/>
    <w:rsid w:val="458BD7DB"/>
    <w:rsid w:val="473B1526"/>
    <w:rsid w:val="476C4D98"/>
    <w:rsid w:val="4789C4B9"/>
    <w:rsid w:val="4790EE52"/>
    <w:rsid w:val="47953035"/>
    <w:rsid w:val="48754F34"/>
    <w:rsid w:val="488F816F"/>
    <w:rsid w:val="48DE1D23"/>
    <w:rsid w:val="49DBF7B6"/>
    <w:rsid w:val="4B343FC7"/>
    <w:rsid w:val="4B8AB8F9"/>
    <w:rsid w:val="4C999673"/>
    <w:rsid w:val="4CE8F8BA"/>
    <w:rsid w:val="4D1A1E04"/>
    <w:rsid w:val="4F1CA69F"/>
    <w:rsid w:val="50184C72"/>
    <w:rsid w:val="507EA1F5"/>
    <w:rsid w:val="50CE219E"/>
    <w:rsid w:val="524DC153"/>
    <w:rsid w:val="528B1EC6"/>
    <w:rsid w:val="52BE1149"/>
    <w:rsid w:val="56BCB9F0"/>
    <w:rsid w:val="57D4C4B2"/>
    <w:rsid w:val="58251DA0"/>
    <w:rsid w:val="58518892"/>
    <w:rsid w:val="5867C7D5"/>
    <w:rsid w:val="5890D3A9"/>
    <w:rsid w:val="59392B61"/>
    <w:rsid w:val="5C25EC05"/>
    <w:rsid w:val="5CA0F0EE"/>
    <w:rsid w:val="5E10BCD6"/>
    <w:rsid w:val="5ECFEE12"/>
    <w:rsid w:val="5F0C6F74"/>
    <w:rsid w:val="5F61783B"/>
    <w:rsid w:val="5F86E9FF"/>
    <w:rsid w:val="5FE14F5E"/>
    <w:rsid w:val="5FEB8F18"/>
    <w:rsid w:val="5FFA63AD"/>
    <w:rsid w:val="60404C55"/>
    <w:rsid w:val="6139750B"/>
    <w:rsid w:val="61FBA70F"/>
    <w:rsid w:val="623732BE"/>
    <w:rsid w:val="62551075"/>
    <w:rsid w:val="62A9B623"/>
    <w:rsid w:val="634D1C58"/>
    <w:rsid w:val="6369F864"/>
    <w:rsid w:val="639C7B1C"/>
    <w:rsid w:val="63A013B2"/>
    <w:rsid w:val="63D1833D"/>
    <w:rsid w:val="6480C929"/>
    <w:rsid w:val="64DF9BDF"/>
    <w:rsid w:val="652A320A"/>
    <w:rsid w:val="65619D4D"/>
    <w:rsid w:val="65DF8CFA"/>
    <w:rsid w:val="686FD067"/>
    <w:rsid w:val="6984955B"/>
    <w:rsid w:val="6B555131"/>
    <w:rsid w:val="6C55157C"/>
    <w:rsid w:val="6D4B9FDE"/>
    <w:rsid w:val="6D757EC1"/>
    <w:rsid w:val="6F6AE452"/>
    <w:rsid w:val="6F835E1B"/>
    <w:rsid w:val="6FE40844"/>
    <w:rsid w:val="71A67C81"/>
    <w:rsid w:val="71A97C3B"/>
    <w:rsid w:val="720B548C"/>
    <w:rsid w:val="7218D7F5"/>
    <w:rsid w:val="72AEE9D1"/>
    <w:rsid w:val="73604004"/>
    <w:rsid w:val="736B6E53"/>
    <w:rsid w:val="74067FB7"/>
    <w:rsid w:val="773D4A88"/>
    <w:rsid w:val="7745D365"/>
    <w:rsid w:val="777CF1F4"/>
    <w:rsid w:val="78568699"/>
    <w:rsid w:val="78569D99"/>
    <w:rsid w:val="7A734705"/>
    <w:rsid w:val="7ABA3B1E"/>
    <w:rsid w:val="7D56B9F8"/>
    <w:rsid w:val="7DD29863"/>
    <w:rsid w:val="7ED03F83"/>
    <w:rsid w:val="7F32C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04C55"/>
  <w15:chartTrackingRefBased/>
  <w15:docId w15:val="{C2F74B27-DEC2-41D6-8438-55517F755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686FD067"/>
    <w:rPr>
      <w:color w:val="467886"/>
      <w:u w:val="single"/>
    </w:rPr>
  </w:style>
  <w:style w:type="paragraph" w:styleId="ListParagraph">
    <w:name w:val="List Paragraph"/>
    <w:basedOn w:val="Normal"/>
    <w:uiPriority w:val="34"/>
    <w:qFormat/>
    <w:rsid w:val="686FD06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C42D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3F5D6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3C42DA"/>
  </w:style>
  <w:style w:type="paragraph" w:styleId="Footer">
    <w:name w:val="footer"/>
    <w:basedOn w:val="Normal"/>
    <w:link w:val="FooterChar"/>
    <w:uiPriority w:val="99"/>
    <w:semiHidden/>
    <w:unhideWhenUsed/>
    <w:rsid w:val="003F5D6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semiHidden/>
    <w:rsid w:val="003C42DA"/>
  </w:style>
  <w:style w:type="character" w:styleId="EndnoteReference">
    <w:name w:val="endnote reference"/>
    <w:basedOn w:val="DefaultParagraphFont"/>
    <w:uiPriority w:val="99"/>
    <w:semiHidden/>
    <w:unhideWhenUsed/>
    <w:rsid w:val="003C42DA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3C42DA"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C42DA"/>
    <w:pPr>
      <w:spacing w:after="0" w:line="240" w:lineRule="auto"/>
    </w:pPr>
    <w:rPr>
      <w:sz w:val="20"/>
      <w:szCs w:val="20"/>
    </w:rPr>
  </w:style>
  <w:style w:type="character" w:styleId="EndnoteTextChar1" w:customStyle="1">
    <w:name w:val="Endnote Text Char1"/>
    <w:basedOn w:val="DefaultParagraphFont"/>
    <w:uiPriority w:val="99"/>
    <w:semiHidden/>
    <w:rsid w:val="003C42DA"/>
    <w:rPr>
      <w:sz w:val="20"/>
      <w:szCs w:val="20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ink/ink1.xml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2.jpg" Id="rId11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customXml" Target="ink/ink2.xml" Id="rId9" /><Relationship Type="http://schemas.microsoft.com/office/2020/10/relationships/intelligence" Target="intelligence2.xml" Id="rId14" /><Relationship Type="http://schemas.openxmlformats.org/officeDocument/2006/relationships/hyperlink" Target="https://www.youtube.com/watch?v=tpro349xhXo" TargetMode="External" Id="R9d0c8ecc2d004c1a" /><Relationship Type="http://schemas.openxmlformats.org/officeDocument/2006/relationships/image" Target="/media/image2.jpg" Id="Rad7f109c61fe4d27" /><Relationship Type="http://schemas.openxmlformats.org/officeDocument/2006/relationships/image" Target="/media/image5.jpg" Id="Rd914d6a4c85b4702" /><Relationship Type="http://schemas.openxmlformats.org/officeDocument/2006/relationships/image" Target="/media/image6.jpg" Id="Rfb498c7164204433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6T19:10:27.06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14556 3178 16383 0 0,'-4'0'0'0'0,"-7"0"0"0"0,-5 0 0 0 0,-5 0 0 0 0,-7 0 0 0 0,-4 0 0 0 0,-1 0 0 0 0,1 0 0 0 0,1 0 0 0 0,1 0 0 0 0,-2 0 0 0 0,-2 0 0 0 0,2 0 0 0 0,1 0 0 0 0,-3 0 0 0 0,-5 0 0 0 0,0 0 0 0 0,2 0 0 0 0,3 0 0 0 0,-6 0 0 0 0,-2 0 0 0 0,-1 0 0 0 0,-4 0 0 0 0,-6 0 0 0 0,1 0 0 0 0,-5 0 0 0 0,-5 0 0 0 0,3 0 0 0 0,2 0 0 0 0,-2 0 0 0 0,0 0 0 0 0,0 0 0 0 0,-2 0 0 0 0,0 0 0 0 0,5 0 0 0 0,-1 0 0 0 0,1 0 0 0 0,0 0 0 0 0,1 0 0 0 0,0 0 0 0 0,6 0 0 0 0,2 0 0 0 0,-5 0 0 0 0,-2 0 0 0 0,3 0 0 0 0,6 0 0 0 0,2 0 0 0 0,4 0 0 0 0,3 0 0 0 0,4 0 0 0 0,3 0 0 0 0,-3 0 0 0 0,-1 9 0 0 0,2 3 0 0 0,1-1 0 0 0,1-2 0 0 0,1-2 0 0 0,-8-3 0 0 0,-3 3 0 0 0,1-1 0 0 0,3 0 0 0 0,2-2 0 0 0,-6-1 0 0 0,-2-1 0 0 0,-2-2 0 0 0,-3 5 0 0 0,-30 1 0 0 0,-6 4 0 0 0,2 0 0 0 0,0-1 0 0 0,6-3 0 0 0,6-2 0 0 0,-4-1 0 0 0,7-2 0 0 0,-5-1 0 0 0,2 0 0 0 0,3-1 0 0 0,-2 1 0 0 0,3 0 0 0 0,2-1 0 0 0,-5 1 0 0 0,3 0 0 0 0,4 0 0 0 0,-6 0 0 0 0,0 0 0 0 0,6 0 0 0 0,-5 0 0 0 0,0 0 0 0 0,-2 0 0 0 0,0 0 0 0 0,4 0 0 0 0,-2 0 0 0 0,2 0 0 0 0,6 0 0 0 0,-4 0 0 0 0,-1 0 0 0 0,-9 0 0 0 0,0 0 0 0 0,2 0 0 0 0,0 0 0 0 0,3 0 0 0 0,3 0 0 0 0,3 0 0 0 0,-1 0 0 0 0,5 0 0 0 0,-6 0 0 0 0,-2 0 0 0 0,7 0 0 0 0,-7 0 0 0 0,0 0 0 0 0,-3 0 0 0 0,1 0 0 0 0,-7 0 0 0 0,5 0 0 0 0,1 0 0 0 0,7 0 0 0 0,0 4 0 0 0,-4 2 0 0 0,-3 0 0 0 0,0-1 0 0 0,2-2 0 0 0,0 8 0 0 0,0 2 0 0 0,4-1 0 0 0,-7-3 0 0 0,4-2 0 0 0,-5-4 0 0 0,1-1 0 0 0,2-1 0 0 0,-1-1 0 0 0,-3-1 0 0 0,7 1 0 0 0,-5-1 0 0 0,5 1 0 0 0,-4 0 0 0 0,-1-1 0 0 0,3 1 0 0 0,-1 0 0 0 0,6 0 0 0 0,4 0 0 0 0,-2 0 0 0 0,1 0 0 0 0,-5 0 0 0 0,0 0 0 0 0,2 0 0 0 0,6 0 0 0 0,-2 0 0 0 0,1 0 0 0 0,0 0 0 0 0,-4 0 0 0 0,4 5 0 0 0,-3 1 0 0 0,4 0 0 0 0,-1-2 0 0 0,-2-1 0 0 0,5-1 0 0 0,-6 0 0 0 0,1-2 0 0 0,-7 0 0 0 0,3 0 0 0 0,3 0 0 0 0,2-1 0 0 0,-3 1 0 0 0,-37 0 0 0 0,-19 0 0 0 0,5 0 0 0 0,12 0 0 0 0,10 0 0 0 0,10 0 0 0 0,5 0 0 0 0,6 4 0 0 0,6 2 0 0 0,-6 0 0 0 0,5-1 0 0 0,4-2 0 0 0,-7-1 0 0 0,0-1 0 0 0,-4-1 0 0 0,-3 0 0 0 0,2 0 0 0 0,-1 4 0 0 0,3 2 0 0 0,-6 0 0 0 0,2-2 0 0 0,3-1 0 0 0,-13 4 0 0 0,-6 0 0 0 0,3-1 0 0 0,2-1 0 0 0,2-2 0 0 0,5-1 0 0 0,-2-2 0 0 0,4 1 0 0 0,4-2 0 0 0,2 1 0 0 0,2 0 0 0 0,5 0 0 0 0,-7-1 0 0 0,1 1 0 0 0,-3 0 0 0 0,2 0 0 0 0,-6 5 0 0 0,1 1 0 0 0,4-1 0 0 0,-4 0 0 0 0,5-2 0 0 0,6-1 0 0 0,-1-1 0 0 0,2 0 0 0 0,2-1 0 0 0,-2 0 0 0 0,0-1 0 0 0,2 1 0 0 0,-13 0 0 0 0,-15 9 0 0 0,-3 3 0 0 0,-3-1 0 0 0,9-2 0 0 0,5 2 0 0 0,3-1 0 0 0,10-2 0 0 0,-2-2 0 0 0,6-3 0 0 0,5-1 0 0 0,7-2 0 0 0,-1 0 0 0 0,4 0 0 0 0,0-1 0 0 0,4 1 0 0 0,-4-1 0 0 0,1 1 0 0 0,0 0 0 0 0,3 0 0 0 0,-9 0 0 0 0,-5 0 0 0 0,3 0 0 0 0,-3 0 0 0 0,-1 0 0 0 0,1 0 0 0 0,0 0 0 0 0,2 0 0 0 0,5 0 0 0 0,7 0 0 0 0,2 0 0 0 0,3 0 0 0 0,3 0 0 0 0,9-4 0 0 0,3-2 0 0 0,1-9 0 0 0,5-6 0 0 0,5-4 0 0 0,4-3 0 0 0,4 0 0 0 0,3-1 0 0 0,6-4 0 0 0,1 0 0 0 0,5 4 0 0 0,1-1 0 0 0,2 0 0 0 0,-1-4 0 0 0,-2-1 0 0 0,-4 1 0 0 0,-3 2 0 0 0,-1 2 0 0 0,-3-8 0 0 0,5 3 0 0 0,0 3 0 0 0,0-2 0 0 0,0 0 0 0 0,-3 1 0 0 0,0-2 0 0 0,-1 0 0 0 0,-1 1 0 0 0,0 2 0 0 0,0 3 0 0 0,0-4 0 0 0,0 0 0 0 0,-1 0 0 0 0,1 3 0 0 0,0 0 0 0 0,0 2 0 0 0,0-4 0 0 0,0 0 0 0 0,0 0 0 0 0,0 1 0 0 0,0 2 0 0 0,0 0 0 0 0,0-7 0 0 0,0-3 0 0 0,0 1 0 0 0,0-10 0 0 0,0-3 0 0 0,0 3 0 0 0,0 6 0 0 0,0-4 0 0 0,0 2 0 0 0,0 3 0 0 0,0 5 0 0 0,-4 3 0 0 0,-2 4 0 0 0,0-3 0 0 0,1-5 0 0 0,2-1 0 0 0,1 2 0 0 0,1-2 0 0 0,1 1 0 0 0,0 2 0 0 0,0 3 0 0 0,0 2 0 0 0,0-7 0 0 0,0-2 0 0 0,1-4 0 0 0,-1-11 0 0 0,0-3 0 0 0,0 1 0 0 0,0 5 0 0 0,0 2 0 0 0,0 5 0 0 0,0 5 0 0 0,0 5 0 0 0,0-1 0 0 0,4-7 0 0 0,2-2 0 0 0,0 2 0 0 0,-1 4 0 0 0,-2 4 0 0 0,-1-1 0 0 0,-1 1 0 0 0,-1 1 0 0 0,0 2 0 0 0,-4 7 0 0 0,-3 2 0 0 0,1-4 0 0 0,2-2 0 0 0,-4 0 0 0 0,0-1 0 0 0,-4 1 0 0 0,1 0 0 0 0,-2 5 0 0 0,5 7 0 0 0,9 5 0 0 0,8 6 0 0 0,8 2 0 0 0,14-6 0 0 0,6-2 0 0 0,6 1 0 0 0,5-3 0 0 0,3 2 0 0 0,-3 2 0 0 0,0 2 0 0 0,5 3 0 0 0,2-2 0 0 0,2-1 0 0 0,3-3 0 0 0,2 0 0 0 0,3-3 0 0 0,-1 1 0 0 0,3-2 0 0 0,-1 1 0 0 0,2 3 0 0 0,-3 3 0 0 0,3 3 0 0 0,-3 2 0 0 0,3 2 0 0 0,1 0 0 0 0,0 0 0 0 0,1-8 0 0 0,1-4 0 0 0,4 1 0 0 0,-4 3 0 0 0,-3 1 0 0 0,8 3 0 0 0,1 2 0 0 0,0 1 0 0 0,-4-3 0 0 0,5-2 0 0 0,-4 1 0 0 0,5 1 0 0 0,-2 1 0 0 0,-1-3 0 0 0,-5-1 0 0 0,-4 1 0 0 0,-2 1 0 0 0,8 2 0 0 0,-1 1 0 0 0,2 1 0 0 0,1 1 0 0 0,15 0 0 0 0,15 1 0 0 0,-2-1 0 0 0,0 0 0 0 0,-8 0 0 0 0,-3 0 0 0 0,-4-4 0 0 0,7-2 0 0 0,-1 0 0 0 0,3 2 0 0 0,-2 1 0 0 0,1-4 0 0 0,-3 0 0 0 0,6 1 0 0 0,4 1 0 0 0,-3-7 0 0 0,1-2 0 0 0,-4 2 0 0 0,0 3 0 0 0,5 2 0 0 0,-5 3 0 0 0,-6 3 0 0 0,0 0 0 0 0,-2 1 0 0 0,2 1 0 0 0,7-1 0 0 0,1 1 0 0 0,2-1 0 0 0,-3 1 0 0 0,0-1 0 0 0,-4 0 0 0 0,24 0 0 0 0,4 0 0 0 0,0 0 0 0 0,-3 0 0 0 0,-3 0 0 0 0,-9 0 0 0 0,-4 0 0 0 0,-6 0 0 0 0,17 0 0 0 0,1 0 0 0 0,1 0 0 0 0,-7 0 0 0 0,-4 0 0 0 0,-6 0 0 0 0,-2 0 0 0 0,-4 0 0 0 0,0 0 0 0 0,-2 0 0 0 0,-3 0 0 0 0,-3 0 0 0 0,2 9 0 0 0,0 3 0 0 0,2-1 0 0 0,1-2 0 0 0,-2-2 0 0 0,-7 1 0 0 0,0 1 0 0 0,1-3 0 0 0,4-1 0 0 0,1 2 0 0 0,12 1 0 0 0,8-2 0 0 0,-1-2 0 0 0,0-1 0 0 0,-6 4 0 0 0,-9-1 0 0 0,1 0 0 0 0,-1 3 0 0 0,-3 0 0 0 0,2-2 0 0 0,-1-1 0 0 0,-6-3 0 0 0,0 8 0 0 0,4 2 0 0 0,1-1 0 0 0,4-3 0 0 0,-1-3 0 0 0,-7-3 0 0 0,1-1 0 0 0,-6-1 0 0 0,3-1 0 0 0,-5-1 0 0 0,4 1 0 0 0,-4-1 0 0 0,3 1 0 0 0,-3 0 0 0 0,-5-1 0 0 0,-2 1 0 0 0,1 0 0 0 0,2 0 0 0 0,6 5 0 0 0,4 1 0 0 0,5-1 0 0 0,1 0 0 0 0,-5 3 0 0 0,-8 0 0 0 0,-3-1 0 0 0,-6-2 0 0 0,-5-2 0 0 0,1-1 0 0 0,-6 3 0 0 0,-4 1 0 0 0,-1 0 0 0 0,-2-2 0 0 0,-4-1 0 0 0,0 3 0 0 0,-1 1 0 0 0,-2-1 0 0 0,1-1 0 0 0,-4-2 0 0 0,6-2 0 0 0,-1 0 0 0 0,-3 0 0 0 0,-5-2 0 0 0,5 6 0 0 0,0 0 0 0 0,-2 1 0 0 0,-5-2 0 0 0,-2-1 0 0 0,5-1 0 0 0,2-1 0 0 0,-2 0 0 0 0,-3-1 0 0 0,-2 0 0 0 0,-3-1 0 0 0,7 1 0 0 0,1 9 0 0 0,0 3 0 0 0,-3-1 0 0 0,2-2 0 0 0,-1-2 0 0 0,3-3 0 0 0,-2-2 0 0 0,-1-1 0 0 0,1-1 0 0 0,-1 4 0 0 0,3 1 0 0 0,-2 1 0 0 0,8-2 0 0 0,-1-1 0 0 0,7-1 0 0 0,3-1 0 0 0,-3-1 0 0 0,-1 0 0 0 0,-4 0 0 0 0,-7 0 0 0 0,1-1 0 0 0,-3 6 0 0 0,-4 1 0 0 0,-2-1 0 0 0,-2 0 0 0 0,-1 3 0 0 0,3 0 0 0 0,-4 3 0 0 0,-1 0 0 0 0,-6 2 0 0 0,-1 0 0 0 0,-4 6 0 0 0,-5 4 0 0 0,1-2 0 0 0,2 1 0 0 0,0 0 0 0 0,-3 2 0 0 0,-3 5 0 0 0,7 2 0 0 0,0 1 0 0 0,3-1 0 0 0,-2-1 0 0 0,1 7 0 0 0,-2 3 0 0 0,-3-1 0 0 0,-4-4 0 0 0,-3 3 0 0 0,3 3 0 0 0,3-1 0 0 0,2 2 0 0 0,2-2 0 0 0,-1 1 0 0 0,-2-1 0 0 0,-4-4 0 0 0,6-3 0 0 0,2-2 0 0 0,1-3 0 0 0,-1 4 0 0 0,2 0 0 0 0,-3-1 0 0 0,-4 0 0 0 0,-3 2 0 0 0,2-3 0 0 0,-1 1 0 0 0,-2 1 0 0 0,-2-1 0 0 0,3-6 0 0 0,1 2 0 0 0,-2 5 0 0 0,-2 2 0 0 0,4 9 0 0 0,-1 1 0 0 0,0 7 0 0 0,-7 21 0 0 0,-3 4 0 0 0,-5-7 0 0 0,-2-7 0 0 0,-3-4 0 0 0,0-3 0 0 0,2-7 0 0 0,4-6 0 0 0,-2 2 0 0 0,0-1 0 0 0,3-4 0 0 0,-3-3 0 0 0,0-4 0 0 0,2-3 0 0 0,-8 3 0 0 0,0 4 0 0 0,2 2 0 0 0,3-2 0 0 0,-1-7 0 0 0,-3 1 0 0 0,0-1 0 0 0,4 0 0 0 0,-2-5 0 0 0,1-3 0 0 0,3 0 0 0 0,2 1 0 0 0,3 6 0 0 0,-3-2 0 0 0,-1-1 0 0 0,2 0 0 0 0,-4-5 0 0 0,1 0 0 0 0,-9-5 0 0 0,0 0 0 0 0,-2-2 0 0 0,-3 1 0 0 0,-2-2 0 0 0,-1-3 0 0 0,-5-3 0 0 0,-3-3 0 0 0,1-1 0 0 0,0-2 0 0 0,2 0 0 0 0,1 0 0 0 0,-7 8 0 0 0,-3 3 0 0 0,1 0 0 0 0,-2-2 0 0 0,-3-2 0 0 0,-4-3 0 0 0,2-2 0 0 0,-4-1 0 0 0,0-1 0 0 0,6-1 0 0 0,0 1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1-26T19:10:27.06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8074 375 16383 0 0,'0'5'0'0'0,"0"5"0"0"0,0 11 0 0 0,0 6 0 0 0,0 3 0 0 0,0 5 0 0 0,0 1 0 0 0,0 9 0 0 0,0 0 0 0 0,0 2 0 0 0,0 6 0 0 0,0 4 0 0 0,0 9 0 0 0,0 3 0 0 0,0-1 0 0 0,0 1 0 0 0,0-2 0 0 0,0-4 0 0 0,0 6 0 0 0,0 0 0 0 0,0-7 0 0 0,0 4 0 0 0,0-5 0 0 0,0 5 0 0 0,0-4 0 0 0,0-4 0 0 0,0 3 0 0 0,-9-2 0 0 0,-3 0 0 0 0,1-7 0 0 0,2 7 0 0 0,2-3 0 0 0,3-2 0 0 0,2-1 0 0 0,1 0 0 0 0,1-6 0 0 0,0 4 0 0 0,1-3 0 0 0,-1-4 0 0 0,1-7 0 0 0,-1 1 0 0 0,0 2 0 0 0,9 0 0 0 0,3 1 0 0 0,0-2 0 0 0,-3-3 0 0 0,-3 2 0 0 0,-2-1 0 0 0,-1-3 0 0 0,-3 2 0 0 0,0 4 0 0 0,0 0 0 0 0,-1-3 0 0 0,5 15 0 0 0,2 8 0 0 0,4-2 0 0 0,0-7 0 0 0,-1 2 0 0 0,-2 1 0 0 0,-3-4 0 0 0,-1-6 0 0 0,-2-2 0 0 0,-1-4 0 0 0,0-3 0 0 0,-1-3 0 0 0,1-3 0 0 0,0-2 0 0 0,-1 4 0 0 0,1 1 0 0 0,0-1 0 0 0,0 4 0 0 0,0 0 0 0 0,0 8 0 0 0,0 1 0 0 0,0-2 0 0 0,0 4 0 0 0,0 0 0 0 0,0-4 0 0 0,0 0 0 0 0,0 7 0 0 0,0-1 0 0 0,0-4 0 0 0,0-1 0 0 0,0-2 0 0 0,0-1 0 0 0,0-1 0 0 0,0 1 0 0 0,0-1 0 0 0,5-8 0 0 0,0 0 0 0 0,1 4 0 0 0,-1 0 0 0 0,-2-1 0 0 0,-1 7 0 0 0,-1 1 0 0 0,0 3 0 0 0,-1-3 0 0 0,-1-3 0 0 0,1 1 0 0 0,0-3 0 0 0,0-2 0 0 0,0-3 0 0 0,-1-3 0 0 0,1 4 0 0 0,0 4 0 0 0,0 1 0 0 0,5 2 0 0 0,1 5 0 0 0,0-2 0 0 0,-2-4 0 0 0,9-3 0 0 0,1-4 0 0 0,-2-3 0 0 0,-2 3 0 0 0,-4 0 0 0 0,-2 0 0 0 0,-11-6 0 0 0,-9-3 0 0 0,-6-1 0 0 0,-4-4 0 0 0,-2-5 0 0 0,-5 4 0 0 0,-6-1 0 0 0,-6 2 0 0 0,-8-3 0 0 0,-4-3 0 0 0,3-4 0 0 0,-8-4 0 0 0,-6-2 0 0 0,-5-1 0 0 0,0 3 0 0 0,5 1 0 0 0,-6 0 0 0 0,2-1 0 0 0,4 3 0 0 0,-4 1 0 0 0,0-1 0 0 0,0-3 0 0 0,3 0 0 0 0,3-2 0 0 0,-3-2 0 0 0,-1 1 0 0 0,-5-2 0 0 0,5 1 0 0 0,5 4 0 0 0,-3 2 0 0 0,-5 0 0 0 0,-3-2 0 0 0,3-1 0 0 0,-5-1 0 0 0,2-1 0 0 0,5 0 0 0 0,-3-1 0 0 0,-3 0 0 0 0,3-1 0 0 0,5 1 0 0 0,1 0 0 0 0,-2 0 0 0 0,-3 0 0 0 0,-1 4 0 0 0,-3 2 0 0 0,-5 9 0 0 0,1 1 0 0 0,6 3 0 0 0,-2-1 0 0 0,-6-5 0 0 0,-3-4 0 0 0,5-3 0 0 0,-2-4 0 0 0,-1 4 0 0 0,-4-1 0 0 0,-4 0 0 0 0,3 4 0 0 0,5-1 0 0 0,-3-1 0 0 0,1 3 0 0 0,-8 0 0 0 0,-24-3 0 0 0,-18 3 0 0 0,-1 0 0 0 0,15-3 0 0 0,10 7 0 0 0,15 2 0 0 0,15-3 0 0 0,8-3 0 0 0,3-4 0 0 0,4-2 0 0 0,1-2 0 0 0,-2-2 0 0 0,-4 0 0 0 0,7-1 0 0 0,1 1 0 0 0,-3 4 0 0 0,6 1 0 0 0,0 1 0 0 0,1-2 0 0 0,-3-1 0 0 0,-4-1 0 0 0,5-1 0 0 0,-18 0 0 0 0,-1-1 0 0 0,5 0 0 0 0,11-1 0 0 0,-11 1 0 0 0,-1 0 0 0 0,3 0 0 0 0,10 0 0 0 0,12 0 0 0 0,0 0 0 0 0,1 0 0 0 0,-1 0 0 0 0,-4 0 0 0 0,2 0 0 0 0,7 0 0 0 0,6 0 0 0 0,-4 0 0 0 0,3 0 0 0 0,2 0 0 0 0,0-5 0 0 0,2-1 0 0 0,-1 0 0 0 0,-4 2 0 0 0,2 1 0 0 0,-2 1 0 0 0,-2 0 0 0 0,2 2 0 0 0,4 0 0 0 0,4 0 0 0 0,-6 0 0 0 0,0 1 0 0 0,2-1 0 0 0,4 0 0 0 0,2 0 0 0 0,4 0 0 0 0,-4 0 0 0 0,1 0 0 0 0,0 0 0 0 0,6-9 0 0 0,3-3 0 0 0,0-4 0 0 0,1 1 0 0 0,-6 3 0 0 0,-2 3 0 0 0,-1-1 0 0 0,-4-3 0 0 0,-5-4 0 0 0,0 0 0 0 0,2 4 0 0 0,8-1 0 0 0,8-6 0 0 0,4-5 0 0 0,5-3 0 0 0,5-5 0 0 0,3-2 0 0 0,3-4 0 0 0,2-4 0 0 0,1 1 0 0 0,-1-6 0 0 0,6 0 0 0 0,1 0 0 0 0,-1 3 0 0 0,3-4 0 0 0,1 2 0 0 0,-2 0 0 0 0,-3 3 0 0 0,4-4 0 0 0,-1 1 0 0 0,-2 0 0 0 0,-1-5 0 0 0,-2-4 0 0 0,8 0 0 0 0,1-5 0 0 0,0-1 0 0 0,1-3 0 0 0,4-4 0 0 0,-2-4 0 0 0,-3-8 0 0 0,-3 2 0 0 0,-4-5 0 0 0,2 4 0 0 0,0 6 0 0 0,-1-3 0 0 0,-2-5 0 0 0,3 6 0 0 0,0 7 0 0 0,0 6 0 0 0,-3 1 0 0 0,-1-8 0 0 0,-1-4 0 0 0,-1 4 0 0 0,-1 7 0 0 0,9-1 0 0 0,2 2 0 0 0,0 3 0 0 0,-2-7 0 0 0,-2-24 0 0 0,1-5 0 0 0,0 0 0 0 0,-1 2 0 0 0,-3 13 0 0 0,-1 7 0 0 0,-1 10 0 0 0,-2 8 0 0 0,0-1 0 0 0,0 1 0 0 0,0 5 0 0 0,-1-3 0 0 0,1-1 0 0 0,0 4 0 0 0,0-8 0 0 0,0 2 0 0 0,0 2 0 0 0,0 5 0 0 0,0 6 0 0 0,0-3 0 0 0,0 3 0 0 0,0 3 0 0 0,0-10 0 0 0,0 0 0 0 0,0 4 0 0 0,0 0 0 0 0,0 0 0 0 0,0 2 0 0 0,0 0 0 0 0,0 4 0 0 0,0-6 0 0 0,0 1 0 0 0,0-2 0 0 0,0 4 0 0 0,0-5 0 0 0,0-3 0 0 0,0 3 0 0 0,0 4 0 0 0,0 1 0 0 0,0 0 0 0 0,0 1 0 0 0,-5 4 0 0 0,-1 4 0 0 0,1-1 0 0 0,0 0 0 0 0,2 3 0 0 0,1 1 0 0 0,1 2 0 0 0,5-3 0 0 0,6 3 0 0 0,7 8 0 0 0,-1 2 0 0 0,2 4 0 0 0,3 5 0 0 0,6 4 0 0 0,8 4 0 0 0,7 1 0 0 0,1 1 0 0 0,6 1 0 0 0,4 0 0 0 0,7 0 0 0 0,2-1 0 0 0,3-4 0 0 0,5-1 0 0 0,18-1 0 0 0,6-3 0 0 0,6 0 0 0 0,0-4 0 0 0,0 2 0 0 0,-3 1 0 0 0,0 4 0 0 0,-8 1 0 0 0,-5 3 0 0 0,1 1 0 0 0,-1 1 0 0 0,0 1 0 0 0,2-1 0 0 0,1 1 0 0 0,4-1 0 0 0,-5 1 0 0 0,1-1 0 0 0,-1 0 0 0 0,3 0 0 0 0,0 0 0 0 0,-2 0 0 0 0,-2 0 0 0 0,-7 0 0 0 0,2 0 0 0 0,1 0 0 0 0,-1-5 0 0 0,1-1 0 0 0,-1-8 0 0 0,0-3 0 0 0,4-2 0 0 0,2 2 0 0 0,3-1 0 0 0,-3 3 0 0 0,-4-1 0 0 0,-2-2 0 0 0,4 2 0 0 0,-4 4 0 0 0,-7 4 0 0 0,3 3 0 0 0,-3-2 0 0 0,0 1 0 0 0,-3 0 0 0 0,-10 2 0 0 0,-6 2 0 0 0,-2 0 0 0 0,-2-7 0 0 0,-1-3 0 0 0,-3 1 0 0 0,-1 2 0 0 0,-3 2 0 0 0,-1 4 0 0 0,7 1 0 0 0,0 1 0 0 0,-4 1 0 0 0,-5 9 0 0 0</inkml:trace>
  <inkml:trace contextRef="#ctx0" brushRef="#br0" timeOffset="36.47">8233 5376 16383 0 0,'4'0'0'0'0,"2"-4"0"0"0,5-2 0 0 0,4 0 0 0 0,4 1 0 0 0,4 2 0 0 0,7 1 0 0 0,7 1 0 0 0,1 0 0 0 0,5 1 0 0 0,2 1 0 0 0,4-1 0 0 0,2 0 0 0 0,6 0 0 0 0,2 1 0 0 0,0-1 0 0 0,4 0 0 0 0,0 0 0 0 0,-2 0 0 0 0,2 0 0 0 0,-5 0 0 0 0,6 0 0 0 0,1 0 0 0 0,-7 0 0 0 0,6 0 0 0 0,0 0 0 0 0,-1 0 0 0 0,2 0 0 0 0,3-5 0 0 0,4-1 0 0 0,-1 0 0 0 0,0 2 0 0 0,2-4 0 0 0,2 0 0 0 0,2 1 0 0 0,1 2 0 0 0,5 2 0 0 0,-2 1 0 0 0,3 1 0 0 0,1 1 0 0 0,3 0 0 0 0,-3 1 0 0 0,1-1 0 0 0,0 0 0 0 0,3 1 0 0 0,0-6 0 0 0,-7-1 0 0 0,2 1 0 0 0,-5 0 0 0 0,2 2 0 0 0,1 1 0 0 0,4 1 0 0 0,-3 0 0 0 0,-2 1 0 0 0,-2 0 0 0 0,-1 1 0 0 0,-4-1 0 0 0,-1 0 0 0 0,0 0 0 0 0,-4 0 0 0 0,-3 0 0 0 0,-1 0 0 0 0,-6 0 0 0 0,9 0 0 0 0,11 0 0 0 0,6 0 0 0 0,-7 0 0 0 0,-8 0 0 0 0,-3 0 0 0 0,-7-4 0 0 0,-6-2 0 0 0,2 0 0 0 0,0 1 0 0 0,-5 2 0 0 0,-1 1 0 0 0,-2 1 0 0 0,6 1 0 0 0,-2 0 0 0 0,3 0 0 0 0,-3 0 0 0 0,-1 0 0 0 0,-5 1 0 0 0,3-1 0 0 0,-2-9 0 0 0,0-3 0 0 0,-4 0 0 0 0,0 3 0 0 0,2 3 0 0 0,-3 2 0 0 0,-3 1 0 0 0,-4 3 0 0 0,5 0 0 0 0,1 0 0 0 0,-8-4 0 0 0,-3-2 0 0 0,-4 1 0 0 0,4 1 0 0 0,1-4 0 0 0,-1 0 0 0 0,0 2 0 0 0,-1 1 0 0 0,-2 1 0 0 0,5-2 0 0 0,1-1 0 0 0,3 1 0 0 0,1 2 0 0 0,-1 1 0 0 0,1 1 0 0 0,0 1 0 0 0,-3 1 0 0 0,3 0 0 0 0,3 1 0 0 0,0-1 0 0 0,2 0 0 0 0,-2 0 0 0 0,-3 0 0 0 0,2 1 0 0 0,2-1 0 0 0,-1 0 0 0 0,-2 0 0 0 0,-4 0 0 0 0,1 0 0 0 0,0 0 0 0 0,-2 0 0 0 0,-2 0 0 0 0,-1 0 0 0 0,2 0 0 0 0,1 0 0 0 0,-1 0 0 0 0,-1 0 0 0 0,-2 0 0 0 0,-1 0 0 0 0,4 0 0 0 0,1 0 0 0 0,-1 0 0 0 0,-6-5 0 0 0,-7-5 0 0 0,-3-11 0 0 0,-3-6 0 0 0,-5-3 0 0 0,-3 0 0 0 0,-2-1 0 0 0,-3-3 0 0 0,0-1 0 0 0,-1 2 0 0 0,-4-8 0 0 0,-2-10 0 0 0,-4-5 0 0 0,-4-3 0 0 0,-9-4 0 0 0,-5-1 0 0 0,-2-7 0 0 0,0 0 0 0 0,5 2 0 0 0,3-1 0 0 0,0-5 0 0 0,4-5 0 0 0,-3-1 0 0 0,2-1 0 0 0,4 5 0 0 0,5-3 0 0 0,4 3 0 0 0,4 6 0 0 0,2-3 0 0 0,1 3 0 0 0,1-2 0 0 0,0 4 0 0 0,0 5 0 0 0,-1 7 0 0 0,10-3 0 0 0,2 4 0 0 0,0-7 0 0 0,-3-2 0 0 0,-3 6 0 0 0,-2-5 0 0 0,-1-1 0 0 0,-3-11 0 0 0,5-2 0 0 0,0 2 0 0 0,1 7 0 0 0,-2 5 0 0 0,-1 4 0 0 0,-2 5 0 0 0,0 1 0 0 0,0 6 0 0 0,-1 2 0 0 0,-1-5 0 0 0,1 3 0 0 0,0-1 0 0 0,0 4 0 0 0,-5 1 0 0 0,-1 3 0 0 0,-9 0 0 0 0,-1 2 0 0 0,1-6 0 0 0,4 1 0 0 0,3 2 0 0 0,-1 5 0 0 0,1-5 0 0 0,2 0 0 0 0,1 2 0 0 0,3 4 0 0 0,0 4 0 0 0,2 2 0 0 0,0-2 0 0 0,0-5 0 0 0,1-1 0 0 0,4 2 0 0 0,1-7 0 0 0,0 0 0 0 0,-2-2 0 0 0,9 2 0 0 0,1 0 0 0 0,3-3 0 0 0,-2 3 0 0 0,2 4 0 0 0,-2 4 0 0 0,-5-1 0 0 0,-2 1 0 0 0,-4 2 0 0 0,-2 3 0 0 0,-2 1 0 0 0,0-4 0 0 0,-1 1 0 0 0,1 0 0 0 0,-1 1 0 0 0,0 2 0 0 0,1 0 0 0 0,0-2 0 0 0,0-2 0 0 0,-5 5 0 0 0,-1 4 0 0 0,1 0 0 0 0,0 0 0 0 0,-3 0 0 0 0,0-5 0 0 0,2-2 0 0 0,-8 4 0 0 0,-2 2 0 0 0,3 1 0 0 0,3 0 0 0 0,3-5 0 0 0,3-2 0 0 0,3 0 0 0 0,9 5 0 0 0,4 2 0 0 0,-9 6 0 0 0,-9 6 0 0 0,-32 4 0 0 0,-12 4 0 0 0,-8 3 0 0 0,2 1 0 0 0,-12 1 0 0 0,-13 0 0 0 0,-10 5 0 0 0,-4 1 0 0 0,2 3 0 0 0,-2 1 0 0 0,6 3 0 0 0,1-1 0 0 0,5-3 0 0 0,-4-3 0 0 0,2-3 0 0 0,-1 7 0 0 0,-1 2 0 0 0,7-2 0 0 0,2-2 0 0 0,2-3 0 0 0,-5-2 0 0 0,3-3 0 0 0,10 0 0 0 0,-1-1 0 0 0,1-1 0 0 0,-5 1 0 0 0,1-1 0 0 0,-5 1 0 0 0,1-1 0 0 0,4 1 0 0 0,-3 0 0 0 0,-2 0 0 0 0,-2 0 0 0 0,3 0 0 0 0,2 0 0 0 0,4 0 0 0 0,5 0 0 0 0,-4 0 0 0 0,0 0 0 0 0,7 0 0 0 0,-3 0 0 0 0,0 0 0 0 0,7 0 0 0 0,-5 0 0 0 0,-1 0 0 0 0,-3 0 0 0 0,-3 0 0 0 0,1 0 0 0 0,-2 0 0 0 0,3 0 0 0 0,0 0 0 0 0,1 0 0 0 0,4 0 0 0 0,-1 0 0 0 0,2 0 0 0 0,1 0 0 0 0,8 0 0 0 0,-6 0 0 0 0,3 0 0 0 0,-3 0 0 0 0,0 0 0 0 0,1 0 0 0 0,-3 0 0 0 0,4 0 0 0 0,3 0 0 0 0,2 0 0 0 0,-5 0 0 0 0,0 0 0 0 0,-5 0 0 0 0,4 0 0 0 0,3 0 0 0 0,6 0 0 0 0,-2 0 0 0 0,-2 0 0 0 0,5 5 0 0 0,0 1 0 0 0,0 0 0 0 0,-1-2 0 0 0,-1 4 0 0 0,-1 0 0 0 0,-1-1 0 0 0,4-2 0 0 0,6 3 0 0 0,5-1 0 0 0,-5 0 0 0 0,-3-2 0 0 0,0-2 0 0 0,5-2 0 0 0,-6 0 0 0 0,-3 4 0 0 0,2 1 0 0 0,-5-1 0 0 0,3 8 0 0 0,0 2 0 0 0,4-2 0 0 0,0 2 0 0 0,-5-2 0 0 0,2-3 0 0 0,-6-4 0 0 0,3-2 0 0 0,5 2 0 0 0,-20 1 0 0 0,-9 3 0 0 0,-1 0 0 0 0,5-2 0 0 0,8-2 0 0 0,12-2 0 0 0,9-2 0 0 0,4-1 0 0 0,2-1 0 0 0,4 0 0 0 0,3 0 0 0 0,1-1 0 0 0,-3 1 0 0 0,-5 0 0 0 0,-10 0 0 0 0,2 4 0 0 0,-4 2 0 0 0,1 0 0 0 0,4-2 0 0 0,5-1 0 0 0,-4 0 0 0 0,0 2 0 0 0,7 11 0 0 0,5 6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May Daoud</dc:creator>
  <keywords/>
  <dc:description/>
  <lastModifiedBy>May Daoud</lastModifiedBy>
  <revision>12</revision>
  <dcterms:created xsi:type="dcterms:W3CDTF">2025-01-26T06:20:00.0000000Z</dcterms:created>
  <dcterms:modified xsi:type="dcterms:W3CDTF">2025-01-27T13:05:21.7714824Z</dcterms:modified>
</coreProperties>
</file>